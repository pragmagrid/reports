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F618AD0" w14:textId="4F40ED05" w:rsidR="005C4EF5" w:rsidRPr="003E3F56" w:rsidRDefault="001E7DB9" w:rsidP="001D09C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2.F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. </w:t>
      </w:r>
      <w:r w:rsidR="005C4EF5" w:rsidRPr="003E3F56">
        <w:rPr>
          <w:rFonts w:ascii="Times New Roman" w:hAnsi="Times New Roman" w:cs="Times New Roman"/>
          <w:b/>
          <w:sz w:val="28"/>
          <w:szCs w:val="28"/>
        </w:rPr>
        <w:t>San Kei En Project</w:t>
      </w:r>
    </w:p>
    <w:p w14:paraId="1C17320B" w14:textId="77777777" w:rsidR="001D09CD" w:rsidRPr="003E3F56" w:rsidRDefault="005C4EF5" w:rsidP="001D09CD">
      <w:pPr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3F56">
        <w:rPr>
          <w:rFonts w:ascii="Times New Roman" w:hAnsi="Times New Roman" w:cs="Times New Roman"/>
          <w:b/>
          <w:sz w:val="28"/>
          <w:szCs w:val="28"/>
        </w:rPr>
        <w:t>(</w:t>
      </w:r>
      <w:r w:rsidR="001D09CD" w:rsidRPr="003E3F56">
        <w:rPr>
          <w:rFonts w:ascii="Times New Roman" w:hAnsi="Times New Roman" w:cs="Times New Roman"/>
          <w:b/>
          <w:sz w:val="28"/>
          <w:szCs w:val="28"/>
        </w:rPr>
        <w:t>Japanese Friendship Garden</w:t>
      </w:r>
      <w:r w:rsidRPr="003E3F5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D1299" w:rsidRPr="003E3F56">
        <w:rPr>
          <w:rFonts w:ascii="Times New Roman" w:hAnsi="Times New Roman" w:cs="Times New Roman"/>
          <w:b/>
          <w:sz w:val="28"/>
          <w:szCs w:val="28"/>
        </w:rPr>
        <w:t>Haiku Hunt</w:t>
      </w:r>
      <w:r w:rsidRPr="003E3F56">
        <w:rPr>
          <w:rFonts w:ascii="Times New Roman" w:hAnsi="Times New Roman" w:cs="Times New Roman"/>
          <w:b/>
          <w:sz w:val="28"/>
          <w:szCs w:val="28"/>
        </w:rPr>
        <w:t>)</w:t>
      </w:r>
    </w:p>
    <w:p w14:paraId="40E799BA" w14:textId="77777777" w:rsidR="001D09CD" w:rsidRPr="00A37DF4" w:rsidRDefault="001D09CD" w:rsidP="001D09CD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10014439" w14:textId="2057E3F3" w:rsidR="004D1299" w:rsidRPr="00467E1D" w:rsidRDefault="004D1299" w:rsidP="00CA3F80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eastAsia="ja-JP"/>
        </w:rPr>
      </w:pPr>
      <w:r w:rsidRPr="00A37DF4">
        <w:rPr>
          <w:rFonts w:ascii="Times New Roman" w:hAnsi="Times New Roman" w:cs="Times New Roman"/>
          <w:sz w:val="24"/>
          <w:szCs w:val="24"/>
        </w:rPr>
        <w:t>Deployment of loc</w:t>
      </w:r>
      <w:r w:rsidR="001B42A2" w:rsidRPr="00A37DF4">
        <w:rPr>
          <w:rFonts w:ascii="Times New Roman" w:hAnsi="Times New Roman" w:cs="Times New Roman"/>
          <w:sz w:val="24"/>
          <w:szCs w:val="24"/>
        </w:rPr>
        <w:t>ation-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based </w:t>
      </w:r>
      <w:r w:rsidR="00E471DF">
        <w:rPr>
          <w:rFonts w:ascii="Times New Roman" w:hAnsi="Times New Roman" w:cs="Times New Roman"/>
          <w:sz w:val="24"/>
          <w:szCs w:val="24"/>
        </w:rPr>
        <w:t>app</w:t>
      </w:r>
      <w:r w:rsidR="001B42A2" w:rsidRPr="00A37DF4">
        <w:rPr>
          <w:rFonts w:ascii="Times New Roman" w:hAnsi="Times New Roman" w:cs="Times New Roman"/>
          <w:sz w:val="24"/>
          <w:szCs w:val="24"/>
        </w:rPr>
        <w:t>s in outdoor</w:t>
      </w:r>
      <w:r w:rsidRPr="00A37DF4">
        <w:rPr>
          <w:rFonts w:ascii="Times New Roman" w:hAnsi="Times New Roman" w:cs="Times New Roman"/>
          <w:sz w:val="24"/>
          <w:szCs w:val="24"/>
        </w:rPr>
        <w:t xml:space="preserve"> spaces can be difficult, especially in gardens with varied terrain</w:t>
      </w:r>
      <w:r w:rsidR="00034CD9" w:rsidRPr="00A37DF4">
        <w:rPr>
          <w:rFonts w:ascii="Times New Roman" w:hAnsi="Times New Roman" w:cs="Times New Roman"/>
          <w:sz w:val="24"/>
          <w:szCs w:val="24"/>
        </w:rPr>
        <w:t xml:space="preserve"> that</w:t>
      </w:r>
      <w:r w:rsidRPr="00A37DF4">
        <w:rPr>
          <w:rFonts w:ascii="Times New Roman" w:hAnsi="Times New Roman" w:cs="Times New Roman"/>
          <w:sz w:val="24"/>
          <w:szCs w:val="24"/>
        </w:rPr>
        <w:t xml:space="preserve"> can obstruct </w:t>
      </w:r>
      <w:r w:rsidR="00E471DF">
        <w:rPr>
          <w:rFonts w:ascii="Times New Roman" w:hAnsi="Times New Roman" w:cs="Times New Roman"/>
          <w:sz w:val="24"/>
          <w:szCs w:val="24"/>
        </w:rPr>
        <w:t>W</w:t>
      </w:r>
      <w:r w:rsidRPr="00A37DF4">
        <w:rPr>
          <w:rFonts w:ascii="Times New Roman" w:hAnsi="Times New Roman" w:cs="Times New Roman"/>
          <w:sz w:val="24"/>
          <w:szCs w:val="24"/>
        </w:rPr>
        <w:t>i-</w:t>
      </w:r>
      <w:r w:rsidR="00E471DF">
        <w:rPr>
          <w:rFonts w:ascii="Times New Roman" w:hAnsi="Times New Roman" w:cs="Times New Roman"/>
          <w:sz w:val="24"/>
          <w:szCs w:val="24"/>
        </w:rPr>
        <w:t>F</w:t>
      </w:r>
      <w:r w:rsidRPr="00A37DF4">
        <w:rPr>
          <w:rFonts w:ascii="Times New Roman" w:hAnsi="Times New Roman" w:cs="Times New Roman"/>
          <w:sz w:val="24"/>
          <w:szCs w:val="24"/>
        </w:rPr>
        <w:t>i signals. Additionally, signage</w:t>
      </w:r>
      <w:r w:rsidR="00E471DF">
        <w:rPr>
          <w:rFonts w:ascii="Times New Roman" w:hAnsi="Times New Roman" w:cs="Times New Roman"/>
          <w:sz w:val="24"/>
          <w:szCs w:val="24"/>
        </w:rPr>
        <w:t xml:space="preserve"> alerting users to these services</w:t>
      </w:r>
      <w:r w:rsidRPr="00A37DF4">
        <w:rPr>
          <w:rFonts w:ascii="Times New Roman" w:hAnsi="Times New Roman" w:cs="Times New Roman"/>
          <w:sz w:val="24"/>
          <w:szCs w:val="24"/>
        </w:rPr>
        <w:t xml:space="preserve"> can be problematic </w:t>
      </w:r>
      <w:r w:rsidR="00E471DF">
        <w:rPr>
          <w:rFonts w:ascii="Times New Roman" w:hAnsi="Times New Roman" w:cs="Times New Roman"/>
          <w:sz w:val="24"/>
          <w:szCs w:val="24"/>
        </w:rPr>
        <w:t>because</w:t>
      </w:r>
      <w:r w:rsidRPr="00A37DF4">
        <w:rPr>
          <w:rFonts w:ascii="Times New Roman" w:hAnsi="Times New Roman" w:cs="Times New Roman"/>
          <w:sz w:val="24"/>
          <w:szCs w:val="24"/>
        </w:rPr>
        <w:t xml:space="preserve"> it interferes with the aesthetic goals of </w:t>
      </w:r>
      <w:r w:rsidR="00415EE4" w:rsidRPr="00A37DF4">
        <w:rPr>
          <w:rFonts w:ascii="Times New Roman" w:hAnsi="Times New Roman" w:cs="Times New Roman"/>
          <w:sz w:val="24"/>
          <w:szCs w:val="24"/>
        </w:rPr>
        <w:t xml:space="preserve">Asian </w:t>
      </w:r>
      <w:r w:rsidRPr="00A37DF4">
        <w:rPr>
          <w:rFonts w:ascii="Times New Roman" w:hAnsi="Times New Roman" w:cs="Times New Roman"/>
          <w:sz w:val="24"/>
          <w:szCs w:val="24"/>
        </w:rPr>
        <w:t>garden</w:t>
      </w:r>
      <w:r w:rsidR="001B42A2" w:rsidRPr="00A37DF4">
        <w:rPr>
          <w:rFonts w:ascii="Times New Roman" w:hAnsi="Times New Roman" w:cs="Times New Roman"/>
          <w:sz w:val="24"/>
          <w:szCs w:val="24"/>
        </w:rPr>
        <w:t>s</w:t>
      </w:r>
      <w:r w:rsidRPr="00A37DF4">
        <w:rPr>
          <w:rFonts w:ascii="Times New Roman" w:hAnsi="Times New Roman" w:cs="Times New Roman"/>
          <w:sz w:val="24"/>
          <w:szCs w:val="24"/>
        </w:rPr>
        <w:t xml:space="preserve">. This project created the first outdoor, location-aware mobile app 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using the </w:t>
      </w:r>
      <w:r w:rsidR="0082620A" w:rsidRPr="00A37DF4">
        <w:rPr>
          <w:rFonts w:ascii="Times New Roman" w:hAnsi="Times New Roman" w:cs="Times New Roman"/>
          <w:sz w:val="24"/>
          <w:szCs w:val="24"/>
        </w:rPr>
        <w:t>Place-Sticker technology developed by Information Services International-</w:t>
      </w:r>
      <w:proofErr w:type="spellStart"/>
      <w:r w:rsidR="0082620A" w:rsidRPr="00A37DF4">
        <w:rPr>
          <w:rFonts w:ascii="Times New Roman" w:hAnsi="Times New Roman" w:cs="Times New Roman"/>
          <w:sz w:val="24"/>
          <w:szCs w:val="24"/>
        </w:rPr>
        <w:t>Dentsu</w:t>
      </w:r>
      <w:proofErr w:type="spellEnd"/>
      <w:r w:rsidR="0082620A" w:rsidRPr="00A37DF4">
        <w:rPr>
          <w:rFonts w:ascii="Times New Roman" w:hAnsi="Times New Roman" w:cs="Times New Roman"/>
          <w:sz w:val="24"/>
          <w:szCs w:val="24"/>
        </w:rPr>
        <w:t xml:space="preserve"> LTD, Tokyo, Japan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(ISID)</w:t>
      </w:r>
      <w:r w:rsidR="00E471DF">
        <w:rPr>
          <w:rFonts w:ascii="Times New Roman" w:hAnsi="Times New Roman" w:cs="Times New Roman"/>
          <w:sz w:val="24"/>
          <w:szCs w:val="24"/>
        </w:rPr>
        <w:t>. It</w:t>
      </w:r>
      <w:r w:rsidR="00FC7334" w:rsidRPr="00A37DF4">
        <w:rPr>
          <w:rFonts w:ascii="Times New Roman" w:hAnsi="Times New Roman" w:cs="Times New Roman"/>
          <w:sz w:val="24"/>
          <w:szCs w:val="24"/>
        </w:rPr>
        <w:t xml:space="preserve"> continues the productive collaboration between Balboa Park Online Collaborative (BPOC</w:t>
      </w:r>
      <w:r w:rsidR="00FC7334" w:rsidRPr="00A37DF4">
        <w:rPr>
          <w:rFonts w:ascii="Times New Roman" w:hAnsi="Times New Roman" w:cs="Times New Roman"/>
          <w:sz w:val="24"/>
          <w:szCs w:val="24"/>
        </w:rPr>
        <w:t xml:space="preserve">), </w:t>
      </w:r>
      <w:r w:rsidRPr="00A37DF4">
        <w:rPr>
          <w:rFonts w:ascii="Times New Roman" w:hAnsi="Times New Roman" w:cs="Times New Roman"/>
          <w:sz w:val="24"/>
          <w:szCs w:val="24"/>
        </w:rPr>
        <w:t>the National Institute of Information and Communications Technology (NICT) in Japan, and the Pacific Rim Undergraduate Experience (PRIME) program at University of California, San Diego (UCSD).</w:t>
      </w:r>
      <w:r w:rsidR="00A357A0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467E1D">
        <w:rPr>
          <w:rFonts w:ascii="Times New Roman" w:hAnsi="Times New Roman" w:cs="Times New Roman"/>
          <w:sz w:val="24"/>
          <w:szCs w:val="24"/>
          <w:lang w:eastAsia="ja-JP"/>
        </w:rPr>
        <w:t xml:space="preserve">Two PRIME students from 2012, Michael Yao and Scott Mo, developed the first iteration of this application, which was subsequently refined and </w:t>
      </w:r>
      <w:r w:rsidR="00467E1D" w:rsidRPr="00A37DF4">
        <w:rPr>
          <w:rFonts w:ascii="Times New Roman" w:hAnsi="Times New Roman" w:cs="Times New Roman"/>
          <w:sz w:val="24"/>
          <w:szCs w:val="24"/>
        </w:rPr>
        <w:t xml:space="preserve">launched at Balboa Park’s Timken Museum of Art in April 2013. The Timken was the first museum in the United States to feature an Android-based mobile gallery guide using this type of experimental </w:t>
      </w:r>
      <w:r w:rsidR="00467E1D">
        <w:rPr>
          <w:rFonts w:ascii="Times New Roman" w:hAnsi="Times New Roman" w:cs="Times New Roman"/>
          <w:sz w:val="24"/>
          <w:szCs w:val="24"/>
        </w:rPr>
        <w:t xml:space="preserve">location-based </w:t>
      </w:r>
      <w:r w:rsidR="00467E1D" w:rsidRPr="00467E1D">
        <w:rPr>
          <w:rFonts w:ascii="Times New Roman" w:hAnsi="Times New Roman" w:cs="Times New Roman"/>
          <w:sz w:val="24"/>
          <w:szCs w:val="24"/>
        </w:rPr>
        <w:t xml:space="preserve">technology. </w:t>
      </w:r>
      <w:r w:rsidR="00666F60">
        <w:rPr>
          <w:rFonts w:ascii="Times New Roman" w:hAnsi="Times New Roman" w:cs="Times New Roman"/>
          <w:color w:val="231F20"/>
          <w:sz w:val="24"/>
          <w:szCs w:val="24"/>
        </w:rPr>
        <w:t xml:space="preserve">The project was </w:t>
      </w:r>
      <w:r w:rsidR="00467E1D">
        <w:rPr>
          <w:rFonts w:ascii="Times New Roman" w:hAnsi="Times New Roman" w:cs="Times New Roman"/>
          <w:color w:val="231F20"/>
          <w:sz w:val="24"/>
          <w:szCs w:val="24"/>
        </w:rPr>
        <w:t>highlight</w:t>
      </w:r>
      <w:r w:rsidR="00467E1D" w:rsidRPr="00467E1D">
        <w:rPr>
          <w:rFonts w:ascii="Times New Roman" w:hAnsi="Times New Roman" w:cs="Times New Roman"/>
          <w:color w:val="231F20"/>
          <w:sz w:val="24"/>
          <w:szCs w:val="24"/>
        </w:rPr>
        <w:t>ed</w:t>
      </w:r>
      <w:r w:rsidR="00467E1D">
        <w:rPr>
          <w:rFonts w:ascii="Times New Roman" w:hAnsi="Times New Roman" w:cs="Times New Roman"/>
          <w:color w:val="231F20"/>
          <w:sz w:val="24"/>
          <w:szCs w:val="24"/>
        </w:rPr>
        <w:t xml:space="preserve"> </w:t>
      </w:r>
      <w:r w:rsidR="00CA3F80">
        <w:rPr>
          <w:rFonts w:ascii="Times New Roman" w:hAnsi="Times New Roman" w:cs="Times New Roman"/>
          <w:color w:val="231F20"/>
          <w:sz w:val="24"/>
          <w:szCs w:val="24"/>
        </w:rPr>
        <w:t>i</w:t>
      </w:r>
      <w:r w:rsidR="00467E1D" w:rsidRPr="00467E1D">
        <w:rPr>
          <w:rFonts w:ascii="Times New Roman" w:hAnsi="Times New Roman" w:cs="Times New Roman"/>
          <w:color w:val="231F20"/>
          <w:sz w:val="24"/>
          <w:szCs w:val="24"/>
        </w:rPr>
        <w:t>n The Center for the Future of Museums (CFM)</w:t>
      </w:r>
      <w:r w:rsidR="00467E1D">
        <w:rPr>
          <w:rFonts w:ascii="Times New Roman" w:hAnsi="Times New Roman" w:cs="Times New Roman"/>
          <w:color w:val="231F20"/>
          <w:sz w:val="24"/>
          <w:szCs w:val="24"/>
        </w:rPr>
        <w:t xml:space="preserve"> </w:t>
      </w:r>
      <w:r w:rsidR="00CA3F80">
        <w:rPr>
          <w:rFonts w:ascii="Times New Roman" w:hAnsi="Times New Roman" w:cs="Times New Roman"/>
          <w:color w:val="231F20"/>
          <w:sz w:val="24"/>
          <w:szCs w:val="24"/>
        </w:rPr>
        <w:t>dispatches</w:t>
      </w:r>
      <w:r w:rsidR="00467E1D" w:rsidRPr="00467E1D">
        <w:rPr>
          <w:rFonts w:ascii="Times New Roman" w:hAnsi="Times New Roman" w:cs="Times New Roman"/>
          <w:color w:val="231F20"/>
          <w:sz w:val="24"/>
          <w:szCs w:val="24"/>
        </w:rPr>
        <w:t>, a nationally recognized forum that assists museums in shaping</w:t>
      </w:r>
      <w:r w:rsidR="00467E1D">
        <w:rPr>
          <w:rFonts w:ascii="Times New Roman" w:hAnsi="Times New Roman" w:cs="Times New Roman"/>
          <w:color w:val="231F20"/>
          <w:sz w:val="24"/>
          <w:szCs w:val="24"/>
        </w:rPr>
        <w:t xml:space="preserve"> </w:t>
      </w:r>
      <w:r w:rsidR="00467E1D" w:rsidRPr="00467E1D">
        <w:rPr>
          <w:rFonts w:ascii="Times New Roman" w:hAnsi="Times New Roman" w:cs="Times New Roman"/>
          <w:color w:val="231F20"/>
          <w:sz w:val="24"/>
          <w:szCs w:val="24"/>
        </w:rPr>
        <w:t>a better tomorrow by exploring cultural, political, and economic</w:t>
      </w:r>
      <w:r w:rsidR="00467E1D">
        <w:rPr>
          <w:rFonts w:ascii="Times New Roman" w:hAnsi="Times New Roman" w:cs="Times New Roman"/>
          <w:color w:val="231F20"/>
          <w:sz w:val="24"/>
          <w:szCs w:val="24"/>
        </w:rPr>
        <w:t xml:space="preserve"> </w:t>
      </w:r>
      <w:r w:rsidR="00467E1D" w:rsidRPr="00467E1D">
        <w:rPr>
          <w:rFonts w:ascii="Times New Roman" w:hAnsi="Times New Roman" w:cs="Times New Roman"/>
          <w:color w:val="231F20"/>
          <w:sz w:val="24"/>
          <w:szCs w:val="24"/>
        </w:rPr>
        <w:t>challenges.</w:t>
      </w:r>
    </w:p>
    <w:p w14:paraId="1BA2F568" w14:textId="77777777" w:rsidR="00952DAB" w:rsidRPr="00A37DF4" w:rsidRDefault="00952DAB" w:rsidP="001D09C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AD612F" w14:textId="49EB9DED" w:rsidR="00FC7334" w:rsidRPr="00A37DF4" w:rsidRDefault="00CA3F80" w:rsidP="00FC733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PRIME 2013 student Jesus Rios extended this </w:t>
      </w:r>
      <w:r w:rsidR="00FC7334" w:rsidRPr="00A37DF4">
        <w:rPr>
          <w:rFonts w:ascii="Times New Roman" w:hAnsi="Times New Roman" w:cs="Times New Roman"/>
          <w:sz w:val="24"/>
          <w:szCs w:val="24"/>
        </w:rPr>
        <w:t xml:space="preserve">Android-based 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application </w:t>
      </w:r>
      <w:r>
        <w:rPr>
          <w:rFonts w:ascii="Times New Roman" w:hAnsi="Times New Roman" w:cs="Times New Roman"/>
          <w:sz w:val="24"/>
          <w:szCs w:val="24"/>
        </w:rPr>
        <w:t>by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develop</w:t>
      </w:r>
      <w:r>
        <w:rPr>
          <w:rFonts w:ascii="Times New Roman" w:hAnsi="Times New Roman" w:cs="Times New Roman"/>
          <w:sz w:val="24"/>
          <w:szCs w:val="24"/>
        </w:rPr>
        <w:t>ing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an interactive game that would lead 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visitors through the </w:t>
      </w:r>
      <w:r w:rsidR="00415EE4" w:rsidRPr="00A37DF4">
        <w:rPr>
          <w:rFonts w:ascii="Times New Roman" w:hAnsi="Times New Roman" w:cs="Times New Roman"/>
          <w:sz w:val="24"/>
          <w:szCs w:val="24"/>
        </w:rPr>
        <w:t>San Diego Japanese Friendship Garden</w:t>
      </w:r>
      <w:r w:rsidR="003E3F56">
        <w:rPr>
          <w:rFonts w:ascii="Times New Roman" w:hAnsi="Times New Roman" w:cs="Times New Roman"/>
          <w:sz w:val="24"/>
          <w:szCs w:val="24"/>
        </w:rPr>
        <w:t xml:space="preserve"> (JFG)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while providing </w:t>
      </w:r>
      <w:r w:rsidR="00415EE4" w:rsidRPr="00A37DF4">
        <w:rPr>
          <w:rFonts w:ascii="Times New Roman" w:hAnsi="Times New Roman" w:cs="Times New Roman"/>
          <w:sz w:val="24"/>
          <w:szCs w:val="24"/>
        </w:rPr>
        <w:t xml:space="preserve">additional metadata content </w:t>
      </w:r>
      <w:r w:rsidR="001B42A2" w:rsidRPr="00A37DF4">
        <w:rPr>
          <w:rFonts w:ascii="Times New Roman" w:hAnsi="Times New Roman" w:cs="Times New Roman"/>
          <w:sz w:val="24"/>
          <w:szCs w:val="24"/>
        </w:rPr>
        <w:t>not r</w:t>
      </w:r>
      <w:r w:rsidR="00415EE4" w:rsidRPr="00A37DF4">
        <w:rPr>
          <w:rFonts w:ascii="Times New Roman" w:hAnsi="Times New Roman" w:cs="Times New Roman"/>
          <w:sz w:val="24"/>
          <w:szCs w:val="24"/>
        </w:rPr>
        <w:t>eadily available to the public.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1B42A2" w:rsidRPr="00A37DF4">
        <w:rPr>
          <w:rFonts w:ascii="Times New Roman" w:hAnsi="Times New Roman" w:cs="Times New Roman"/>
          <w:sz w:val="24"/>
          <w:szCs w:val="24"/>
        </w:rPr>
        <w:t xml:space="preserve">Haikus, crowd-sourced through an online contest, </w:t>
      </w:r>
      <w:r w:rsidR="004D1299" w:rsidRPr="00A37DF4">
        <w:rPr>
          <w:rFonts w:ascii="Times New Roman" w:hAnsi="Times New Roman" w:cs="Times New Roman"/>
          <w:sz w:val="24"/>
          <w:szCs w:val="24"/>
        </w:rPr>
        <w:t>provide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d the “riddles” </w:t>
      </w:r>
      <w:r w:rsidR="004D1299" w:rsidRPr="00A37DF4">
        <w:rPr>
          <w:rFonts w:ascii="Times New Roman" w:hAnsi="Times New Roman" w:cs="Times New Roman"/>
          <w:sz w:val="24"/>
          <w:szCs w:val="24"/>
        </w:rPr>
        <w:t>visitor</w:t>
      </w:r>
      <w:r w:rsidR="001B42A2" w:rsidRPr="00A37DF4">
        <w:rPr>
          <w:rFonts w:ascii="Times New Roman" w:hAnsi="Times New Roman" w:cs="Times New Roman"/>
          <w:sz w:val="24"/>
          <w:szCs w:val="24"/>
        </w:rPr>
        <w:t>s had to</w:t>
      </w:r>
      <w:r w:rsidR="004D1299" w:rsidRPr="00A37DF4">
        <w:rPr>
          <w:rFonts w:ascii="Times New Roman" w:hAnsi="Times New Roman" w:cs="Times New Roman"/>
          <w:sz w:val="24"/>
          <w:szCs w:val="24"/>
        </w:rPr>
        <w:t xml:space="preserve"> solve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to find specific locations</w:t>
      </w:r>
      <w:r w:rsidR="00BE7FF1" w:rsidRPr="00A37DF4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A55B9A" w:rsidRPr="00A37DF4">
        <w:rPr>
          <w:rFonts w:ascii="Times New Roman" w:hAnsi="Times New Roman" w:cs="Times New Roman"/>
          <w:sz w:val="24"/>
          <w:szCs w:val="24"/>
        </w:rPr>
        <w:t xml:space="preserve"> </w:t>
      </w:r>
      <w:r w:rsidR="00B77C48" w:rsidRPr="00A37DF4">
        <w:rPr>
          <w:rFonts w:ascii="Times New Roman" w:hAnsi="Times New Roman" w:cs="Times New Roman"/>
          <w:sz w:val="24"/>
          <w:szCs w:val="24"/>
        </w:rPr>
        <w:t xml:space="preserve">Visitors to </w:t>
      </w:r>
      <w:r w:rsidR="005E0187" w:rsidRPr="00A37DF4">
        <w:rPr>
          <w:rFonts w:ascii="Times New Roman" w:hAnsi="Times New Roman" w:cs="Times New Roman"/>
          <w:sz w:val="24"/>
          <w:szCs w:val="24"/>
        </w:rPr>
        <w:t xml:space="preserve">the </w:t>
      </w:r>
      <w:r w:rsidR="00415EE4" w:rsidRPr="00A37DF4">
        <w:rPr>
          <w:rFonts w:ascii="Times New Roman" w:hAnsi="Times New Roman" w:cs="Times New Roman"/>
          <w:sz w:val="24"/>
          <w:szCs w:val="24"/>
        </w:rPr>
        <w:t>g</w:t>
      </w:r>
      <w:r w:rsidR="005E0187" w:rsidRPr="00A37DF4">
        <w:rPr>
          <w:rFonts w:ascii="Times New Roman" w:hAnsi="Times New Roman" w:cs="Times New Roman"/>
          <w:sz w:val="24"/>
          <w:szCs w:val="24"/>
        </w:rPr>
        <w:t>arden</w:t>
      </w:r>
      <w:r w:rsidR="00382072" w:rsidRPr="00A37DF4">
        <w:rPr>
          <w:rFonts w:ascii="Times New Roman" w:hAnsi="Times New Roman" w:cs="Times New Roman"/>
          <w:sz w:val="24"/>
          <w:szCs w:val="24"/>
        </w:rPr>
        <w:t xml:space="preserve"> begin by downloadin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g </w:t>
      </w:r>
      <w:r w:rsidR="00415EE4" w:rsidRPr="00A37DF4">
        <w:rPr>
          <w:rFonts w:ascii="Times New Roman" w:hAnsi="Times New Roman" w:cs="Times New Roman"/>
          <w:sz w:val="24"/>
          <w:szCs w:val="24"/>
        </w:rPr>
        <w:t>the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</w:t>
      </w:r>
      <w:r w:rsidR="00415EE4" w:rsidRPr="00A37DF4">
        <w:rPr>
          <w:rFonts w:ascii="Times New Roman" w:hAnsi="Times New Roman" w:cs="Times New Roman"/>
          <w:sz w:val="24"/>
          <w:szCs w:val="24"/>
        </w:rPr>
        <w:t>app to their mobile device</w:t>
      </w:r>
      <w:r w:rsidR="00F60461" w:rsidRPr="00A37DF4">
        <w:rPr>
          <w:rFonts w:ascii="Times New Roman" w:hAnsi="Times New Roman" w:cs="Times New Roman"/>
          <w:sz w:val="24"/>
          <w:szCs w:val="24"/>
        </w:rPr>
        <w:t xml:space="preserve"> and are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presented with abstract </w:t>
      </w:r>
      <w:proofErr w:type="spellStart"/>
      <w:r w:rsidR="001B42A2" w:rsidRPr="00A37DF4">
        <w:rPr>
          <w:rFonts w:ascii="Times New Roman" w:hAnsi="Times New Roman" w:cs="Times New Roman"/>
          <w:sz w:val="24"/>
          <w:szCs w:val="24"/>
        </w:rPr>
        <w:t>Sumi</w:t>
      </w:r>
      <w:proofErr w:type="spellEnd"/>
      <w:r w:rsidR="001B42A2" w:rsidRPr="00A37DF4">
        <w:rPr>
          <w:rFonts w:ascii="Times New Roman" w:hAnsi="Times New Roman" w:cs="Times New Roman"/>
          <w:sz w:val="24"/>
          <w:szCs w:val="24"/>
        </w:rPr>
        <w:t xml:space="preserve">-e drawings representing the ten </w:t>
      </w:r>
      <w:r w:rsidR="00A37DF4" w:rsidRPr="00A37DF4">
        <w:rPr>
          <w:rFonts w:ascii="Times New Roman" w:hAnsi="Times New Roman" w:cs="Times New Roman"/>
          <w:sz w:val="24"/>
          <w:szCs w:val="24"/>
        </w:rPr>
        <w:t xml:space="preserve">locations featured in the app. 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The visitor taps on an image </w:t>
      </w:r>
      <w:r w:rsidR="005950EA" w:rsidRPr="00A37DF4">
        <w:rPr>
          <w:rFonts w:ascii="Times New Roman" w:hAnsi="Times New Roman" w:cs="Times New Roman"/>
          <w:sz w:val="24"/>
          <w:szCs w:val="24"/>
        </w:rPr>
        <w:t>and a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haiku appears with </w:t>
      </w:r>
      <w:r w:rsidR="003E3F56">
        <w:rPr>
          <w:rFonts w:ascii="Times New Roman" w:hAnsi="Times New Roman" w:cs="Times New Roman"/>
          <w:sz w:val="24"/>
          <w:szCs w:val="24"/>
        </w:rPr>
        <w:t xml:space="preserve">a detail of 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1B42A2" w:rsidRPr="00A37DF4">
        <w:rPr>
          <w:rFonts w:ascii="Times New Roman" w:hAnsi="Times New Roman" w:cs="Times New Roman"/>
          <w:sz w:val="24"/>
          <w:szCs w:val="24"/>
        </w:rPr>
        <w:t>Sumi</w:t>
      </w:r>
      <w:proofErr w:type="spellEnd"/>
      <w:r w:rsidR="001B42A2" w:rsidRPr="00A37DF4">
        <w:rPr>
          <w:rFonts w:ascii="Times New Roman" w:hAnsi="Times New Roman" w:cs="Times New Roman"/>
          <w:sz w:val="24"/>
          <w:szCs w:val="24"/>
        </w:rPr>
        <w:t>-e drawing</w:t>
      </w:r>
      <w:r w:rsidR="00E471DF">
        <w:rPr>
          <w:rFonts w:ascii="Times New Roman" w:hAnsi="Times New Roman" w:cs="Times New Roman"/>
          <w:sz w:val="24"/>
          <w:szCs w:val="24"/>
        </w:rPr>
        <w:t>,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 as well as sound clues </w:t>
      </w:r>
      <w:r w:rsidR="00E471DF">
        <w:rPr>
          <w:rFonts w:ascii="Times New Roman" w:hAnsi="Times New Roman" w:cs="Times New Roman"/>
          <w:sz w:val="24"/>
          <w:szCs w:val="24"/>
        </w:rPr>
        <w:t>(</w:t>
      </w:r>
      <w:r w:rsidR="001B42A2" w:rsidRPr="00A37DF4">
        <w:rPr>
          <w:rFonts w:ascii="Times New Roman" w:hAnsi="Times New Roman" w:cs="Times New Roman"/>
          <w:sz w:val="24"/>
          <w:szCs w:val="24"/>
        </w:rPr>
        <w:t>when appropriate</w:t>
      </w:r>
      <w:r w:rsidR="00E471DF">
        <w:rPr>
          <w:rFonts w:ascii="Times New Roman" w:hAnsi="Times New Roman" w:cs="Times New Roman"/>
          <w:sz w:val="24"/>
          <w:szCs w:val="24"/>
        </w:rPr>
        <w:t>)</w:t>
      </w:r>
      <w:r w:rsidR="001B42A2" w:rsidRPr="00A37DF4">
        <w:rPr>
          <w:rFonts w:ascii="Times New Roman" w:hAnsi="Times New Roman" w:cs="Times New Roman"/>
          <w:sz w:val="24"/>
          <w:szCs w:val="24"/>
        </w:rPr>
        <w:t xml:space="preserve">. </w:t>
      </w:r>
      <w:r w:rsidR="004D1299" w:rsidRPr="00A37DF4">
        <w:rPr>
          <w:rFonts w:ascii="Times New Roman" w:hAnsi="Times New Roman" w:cs="Times New Roman"/>
          <w:sz w:val="24"/>
          <w:szCs w:val="24"/>
        </w:rPr>
        <w:t>Th</w:t>
      </w:r>
      <w:r w:rsidR="00FC7334" w:rsidRPr="00A37DF4">
        <w:rPr>
          <w:rFonts w:ascii="Times New Roman" w:hAnsi="Times New Roman" w:cs="Times New Roman"/>
          <w:sz w:val="24"/>
          <w:szCs w:val="24"/>
        </w:rPr>
        <w:t>e visitor</w:t>
      </w:r>
      <w:r w:rsidR="004D1299" w:rsidRPr="00A37DF4">
        <w:rPr>
          <w:rFonts w:ascii="Times New Roman" w:hAnsi="Times New Roman" w:cs="Times New Roman"/>
          <w:sz w:val="24"/>
          <w:szCs w:val="24"/>
        </w:rPr>
        <w:t xml:space="preserve"> </w:t>
      </w:r>
      <w:r w:rsidR="001B42A2" w:rsidRPr="00A37DF4">
        <w:rPr>
          <w:rFonts w:ascii="Times New Roman" w:hAnsi="Times New Roman" w:cs="Times New Roman"/>
          <w:sz w:val="24"/>
          <w:szCs w:val="24"/>
        </w:rPr>
        <w:t>must solve</w:t>
      </w:r>
      <w:r w:rsidR="004D1299" w:rsidRPr="00A37DF4">
        <w:rPr>
          <w:rFonts w:ascii="Times New Roman" w:hAnsi="Times New Roman" w:cs="Times New Roman"/>
          <w:sz w:val="24"/>
          <w:szCs w:val="24"/>
        </w:rPr>
        <w:t xml:space="preserve"> the </w:t>
      </w:r>
      <w:r w:rsidR="003E3F56">
        <w:rPr>
          <w:rFonts w:ascii="Times New Roman" w:hAnsi="Times New Roman" w:cs="Times New Roman"/>
          <w:sz w:val="24"/>
          <w:szCs w:val="24"/>
        </w:rPr>
        <w:t>clues</w:t>
      </w:r>
      <w:r w:rsidR="00E91334">
        <w:rPr>
          <w:rFonts w:ascii="Times New Roman" w:hAnsi="Times New Roman" w:cs="Times New Roman"/>
          <w:sz w:val="24"/>
          <w:szCs w:val="24"/>
        </w:rPr>
        <w:t xml:space="preserve"> and</w:t>
      </w:r>
      <w:r w:rsidR="003E3F56">
        <w:rPr>
          <w:rFonts w:ascii="Times New Roman" w:hAnsi="Times New Roman" w:cs="Times New Roman"/>
          <w:sz w:val="24"/>
          <w:szCs w:val="24"/>
        </w:rPr>
        <w:t xml:space="preserve"> </w:t>
      </w:r>
      <w:r w:rsidR="004D1299" w:rsidRPr="00A37DF4">
        <w:rPr>
          <w:rFonts w:ascii="Times New Roman" w:hAnsi="Times New Roman" w:cs="Times New Roman"/>
          <w:sz w:val="24"/>
          <w:szCs w:val="24"/>
        </w:rPr>
        <w:t>haiku</w:t>
      </w:r>
      <w:r w:rsidR="00FC7334" w:rsidRPr="00A37DF4">
        <w:rPr>
          <w:rFonts w:ascii="Times New Roman" w:hAnsi="Times New Roman" w:cs="Times New Roman"/>
          <w:sz w:val="24"/>
          <w:szCs w:val="24"/>
        </w:rPr>
        <w:t xml:space="preserve"> </w:t>
      </w:r>
      <w:r w:rsidR="00A37DF4" w:rsidRPr="00A37DF4">
        <w:rPr>
          <w:rFonts w:ascii="Times New Roman" w:hAnsi="Times New Roman" w:cs="Times New Roman"/>
          <w:sz w:val="24"/>
          <w:szCs w:val="24"/>
        </w:rPr>
        <w:t xml:space="preserve">to find the location. </w:t>
      </w:r>
      <w:r w:rsidRPr="00A37DF4">
        <w:rPr>
          <w:rFonts w:ascii="Times New Roman" w:hAnsi="Times New Roman" w:cs="Times New Roman"/>
          <w:sz w:val="24"/>
          <w:szCs w:val="24"/>
        </w:rPr>
        <w:t xml:space="preserve">A Place-Sticker device is assigned to each garden </w:t>
      </w:r>
      <w:r w:rsidRPr="00A37DF4">
        <w:rPr>
          <w:rFonts w:ascii="Times New Roman" w:hAnsi="Times New Roman" w:cs="Times New Roman"/>
          <w:sz w:val="24"/>
          <w:szCs w:val="24"/>
        </w:rPr>
        <w:t xml:space="preserve">feature and will send low-power radio signals to visitors’ mobile devices signaling their location. </w:t>
      </w:r>
      <w:r w:rsidR="001B42A2" w:rsidRPr="00A37DF4">
        <w:rPr>
          <w:rFonts w:ascii="Times New Roman" w:hAnsi="Times New Roman" w:cs="Times New Roman"/>
          <w:sz w:val="24"/>
          <w:szCs w:val="24"/>
        </w:rPr>
        <w:t>W</w:t>
      </w:r>
      <w:r w:rsidR="00382072" w:rsidRPr="00A37DF4">
        <w:rPr>
          <w:rFonts w:ascii="Times New Roman" w:hAnsi="Times New Roman" w:cs="Times New Roman"/>
          <w:sz w:val="24"/>
          <w:szCs w:val="24"/>
        </w:rPr>
        <w:t xml:space="preserve">hen the visitor </w:t>
      </w:r>
      <w:r w:rsidR="004D1299" w:rsidRPr="00A37DF4">
        <w:rPr>
          <w:rFonts w:ascii="Times New Roman" w:hAnsi="Times New Roman" w:cs="Times New Roman"/>
          <w:sz w:val="24"/>
          <w:szCs w:val="24"/>
        </w:rPr>
        <w:t>finds the particular</w:t>
      </w:r>
      <w:r w:rsidR="00382072" w:rsidRPr="00A37DF4">
        <w:rPr>
          <w:rFonts w:ascii="Times New Roman" w:hAnsi="Times New Roman" w:cs="Times New Roman"/>
          <w:sz w:val="24"/>
          <w:szCs w:val="24"/>
        </w:rPr>
        <w:t xml:space="preserve"> </w:t>
      </w:r>
      <w:r w:rsidR="005950EA" w:rsidRPr="00A37DF4">
        <w:rPr>
          <w:rFonts w:ascii="Times New Roman" w:hAnsi="Times New Roman" w:cs="Times New Roman"/>
          <w:sz w:val="24"/>
          <w:szCs w:val="24"/>
        </w:rPr>
        <w:t xml:space="preserve">garden </w:t>
      </w:r>
      <w:r w:rsidR="004D1299" w:rsidRPr="00A37DF4">
        <w:rPr>
          <w:rFonts w:ascii="Times New Roman" w:hAnsi="Times New Roman" w:cs="Times New Roman"/>
          <w:sz w:val="24"/>
          <w:szCs w:val="24"/>
        </w:rPr>
        <w:t>feature</w:t>
      </w:r>
      <w:r w:rsidR="005950EA" w:rsidRPr="00A37DF4">
        <w:rPr>
          <w:rFonts w:ascii="Times New Roman" w:hAnsi="Times New Roman" w:cs="Times New Roman"/>
          <w:sz w:val="24"/>
          <w:szCs w:val="24"/>
        </w:rPr>
        <w:t xml:space="preserve"> (e.g. koi pond, cherry tree grove, dry waterfall, etc.)</w:t>
      </w:r>
      <w:r w:rsidR="00382072" w:rsidRPr="00A37DF4">
        <w:rPr>
          <w:rFonts w:ascii="Times New Roman" w:hAnsi="Times New Roman" w:cs="Times New Roman"/>
          <w:sz w:val="24"/>
          <w:szCs w:val="24"/>
        </w:rPr>
        <w:t xml:space="preserve"> </w:t>
      </w:r>
      <w:r w:rsidR="004D1299" w:rsidRPr="00A37DF4">
        <w:rPr>
          <w:rFonts w:ascii="Times New Roman" w:hAnsi="Times New Roman" w:cs="Times New Roman"/>
          <w:sz w:val="24"/>
          <w:szCs w:val="24"/>
        </w:rPr>
        <w:t>described in the haiku</w:t>
      </w:r>
      <w:r w:rsidR="00382072" w:rsidRPr="00A37DF4">
        <w:rPr>
          <w:rFonts w:ascii="Times New Roman" w:hAnsi="Times New Roman" w:cs="Times New Roman"/>
          <w:sz w:val="24"/>
          <w:szCs w:val="24"/>
        </w:rPr>
        <w:t xml:space="preserve">, supplementary information (text, audio, or video) </w:t>
      </w:r>
      <w:r w:rsidR="0082620A" w:rsidRPr="00A37DF4">
        <w:rPr>
          <w:rFonts w:ascii="Times New Roman" w:hAnsi="Times New Roman" w:cs="Times New Roman"/>
          <w:sz w:val="24"/>
          <w:szCs w:val="24"/>
        </w:rPr>
        <w:t>is</w:t>
      </w:r>
      <w:r w:rsidR="00382072" w:rsidRPr="00A37DF4">
        <w:rPr>
          <w:rFonts w:ascii="Times New Roman" w:hAnsi="Times New Roman" w:cs="Times New Roman"/>
          <w:sz w:val="24"/>
          <w:szCs w:val="24"/>
        </w:rPr>
        <w:t xml:space="preserve"> displayed on</w:t>
      </w:r>
      <w:r w:rsidR="000D4083" w:rsidRPr="00A37DF4">
        <w:rPr>
          <w:rFonts w:ascii="Times New Roman" w:hAnsi="Times New Roman" w:cs="Times New Roman"/>
          <w:sz w:val="24"/>
          <w:szCs w:val="24"/>
        </w:rPr>
        <w:t xml:space="preserve"> their device. Once the visitor</w:t>
      </w:r>
      <w:r w:rsidR="00382072" w:rsidRPr="00A37DF4">
        <w:rPr>
          <w:rFonts w:ascii="Times New Roman" w:hAnsi="Times New Roman" w:cs="Times New Roman"/>
          <w:sz w:val="24"/>
          <w:szCs w:val="24"/>
        </w:rPr>
        <w:t xml:space="preserve"> leave</w:t>
      </w:r>
      <w:r w:rsidR="000D4083" w:rsidRPr="00A37DF4">
        <w:rPr>
          <w:rFonts w:ascii="Times New Roman" w:hAnsi="Times New Roman" w:cs="Times New Roman"/>
          <w:sz w:val="24"/>
          <w:szCs w:val="24"/>
        </w:rPr>
        <w:t>s</w:t>
      </w:r>
      <w:r w:rsidR="005E0187" w:rsidRPr="00A37DF4">
        <w:rPr>
          <w:rFonts w:ascii="Times New Roman" w:hAnsi="Times New Roman" w:cs="Times New Roman"/>
          <w:sz w:val="24"/>
          <w:szCs w:val="24"/>
        </w:rPr>
        <w:t xml:space="preserve"> this</w:t>
      </w:r>
      <w:r w:rsidR="000D4083" w:rsidRPr="00A37DF4">
        <w:rPr>
          <w:rFonts w:ascii="Times New Roman" w:hAnsi="Times New Roman" w:cs="Times New Roman"/>
          <w:sz w:val="24"/>
          <w:szCs w:val="24"/>
        </w:rPr>
        <w:t xml:space="preserve"> location, the tour will be </w:t>
      </w:r>
      <w:r w:rsidR="00382072" w:rsidRPr="00A37DF4">
        <w:rPr>
          <w:rFonts w:ascii="Times New Roman" w:hAnsi="Times New Roman" w:cs="Times New Roman"/>
          <w:sz w:val="24"/>
          <w:szCs w:val="24"/>
        </w:rPr>
        <w:t>updated and the visit</w:t>
      </w:r>
      <w:r w:rsidR="000D4083" w:rsidRPr="00A37DF4">
        <w:rPr>
          <w:rFonts w:ascii="Times New Roman" w:hAnsi="Times New Roman" w:cs="Times New Roman"/>
          <w:sz w:val="24"/>
          <w:szCs w:val="24"/>
        </w:rPr>
        <w:t xml:space="preserve">or can </w:t>
      </w:r>
      <w:r w:rsidR="000D4083" w:rsidRPr="00A37DF4">
        <w:rPr>
          <w:rFonts w:ascii="Times New Roman" w:hAnsi="Times New Roman" w:cs="Times New Roman"/>
          <w:sz w:val="24"/>
          <w:szCs w:val="24"/>
        </w:rPr>
        <w:t xml:space="preserve">proceed to the next </w:t>
      </w:r>
      <w:r w:rsidR="004D1299" w:rsidRPr="00A37DF4">
        <w:rPr>
          <w:rFonts w:ascii="Times New Roman" w:hAnsi="Times New Roman" w:cs="Times New Roman"/>
          <w:sz w:val="24"/>
          <w:szCs w:val="24"/>
        </w:rPr>
        <w:t>haiku</w:t>
      </w:r>
      <w:r w:rsidR="00382072" w:rsidRPr="00A37DF4">
        <w:rPr>
          <w:rFonts w:ascii="Times New Roman" w:hAnsi="Times New Roman" w:cs="Times New Roman"/>
          <w:sz w:val="24"/>
          <w:szCs w:val="24"/>
        </w:rPr>
        <w:t>.</w:t>
      </w:r>
    </w:p>
    <w:p w14:paraId="77763012" w14:textId="77777777" w:rsidR="0082620A" w:rsidRPr="00A37DF4" w:rsidRDefault="0082620A" w:rsidP="00FC733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1F273E" w14:textId="6FD28923" w:rsidR="00FF2948" w:rsidRDefault="00D52EDB" w:rsidP="001D09C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CA3F80">
        <w:rPr>
          <w:rFonts w:ascii="Times New Roman" w:hAnsi="Times New Roman" w:cs="Times New Roman"/>
          <w:sz w:val="24"/>
          <w:szCs w:val="24"/>
        </w:rPr>
        <w:t>Th</w:t>
      </w:r>
      <w:r w:rsidR="00CA3F80">
        <w:rPr>
          <w:rFonts w:ascii="Times New Roman" w:hAnsi="Times New Roman" w:cs="Times New Roman"/>
          <w:sz w:val="24"/>
          <w:szCs w:val="24"/>
        </w:rPr>
        <w:t>is</w:t>
      </w:r>
      <w:r w:rsidRPr="00CA3F80">
        <w:rPr>
          <w:rFonts w:ascii="Times New Roman" w:hAnsi="Times New Roman" w:cs="Times New Roman"/>
          <w:sz w:val="24"/>
          <w:szCs w:val="24"/>
        </w:rPr>
        <w:t xml:space="preserve"> </w:t>
      </w:r>
      <w:r w:rsidRPr="0012658A">
        <w:rPr>
          <w:rFonts w:ascii="Times New Roman" w:hAnsi="Times New Roman" w:cs="Times New Roman"/>
          <w:sz w:val="24"/>
          <w:szCs w:val="24"/>
        </w:rPr>
        <w:t xml:space="preserve">prototype system </w:t>
      </w:r>
      <w:r w:rsidR="00CA3F80" w:rsidRPr="0012658A">
        <w:rPr>
          <w:rFonts w:ascii="Times New Roman" w:hAnsi="Times New Roman" w:cs="Times New Roman"/>
          <w:sz w:val="24"/>
          <w:szCs w:val="24"/>
        </w:rPr>
        <w:t>wa</w:t>
      </w:r>
      <w:r w:rsidRPr="0012658A">
        <w:rPr>
          <w:rFonts w:ascii="Times New Roman" w:hAnsi="Times New Roman" w:cs="Times New Roman"/>
          <w:sz w:val="24"/>
          <w:szCs w:val="24"/>
        </w:rPr>
        <w:t xml:space="preserve">s presented </w:t>
      </w:r>
      <w:r w:rsidR="00CA3F80" w:rsidRPr="0012658A">
        <w:rPr>
          <w:rFonts w:ascii="Times New Roman" w:hAnsi="Times New Roman" w:cs="Times New Roman"/>
          <w:sz w:val="24"/>
          <w:szCs w:val="24"/>
        </w:rPr>
        <w:t xml:space="preserve">at </w:t>
      </w:r>
      <w:r w:rsidRPr="0012658A">
        <w:rPr>
          <w:rFonts w:ascii="Times New Roman" w:hAnsi="Times New Roman" w:cs="Times New Roman"/>
          <w:sz w:val="24"/>
          <w:szCs w:val="24"/>
        </w:rPr>
        <w:t xml:space="preserve">The </w:t>
      </w:r>
      <w:r w:rsidR="0012658A" w:rsidRPr="0012658A">
        <w:rPr>
          <w:rFonts w:ascii="Times New Roman" w:hAnsi="Times New Roman" w:cs="Times New Roman"/>
          <w:sz w:val="24"/>
          <w:szCs w:val="24"/>
        </w:rPr>
        <w:t>Lab</w:t>
      </w:r>
      <w:r w:rsidRPr="0012658A">
        <w:rPr>
          <w:rFonts w:ascii="Times New Roman" w:hAnsi="Times New Roman" w:cs="Times New Roman"/>
          <w:sz w:val="24"/>
          <w:szCs w:val="24"/>
        </w:rPr>
        <w:t xml:space="preserve"> in the Knowledge Capital</w:t>
      </w:r>
      <w:r w:rsidR="0012658A" w:rsidRPr="0012658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12658A">
        <w:rPr>
          <w:rFonts w:ascii="Times New Roman" w:hAnsi="Times New Roman" w:cs="Times New Roman"/>
          <w:sz w:val="24"/>
          <w:szCs w:val="24"/>
        </w:rPr>
        <w:t>Umeda</w:t>
      </w:r>
      <w:proofErr w:type="spellEnd"/>
      <w:r w:rsidRPr="0012658A">
        <w:rPr>
          <w:rFonts w:ascii="Times New Roman" w:hAnsi="Times New Roman" w:cs="Times New Roman"/>
          <w:sz w:val="24"/>
          <w:szCs w:val="24"/>
        </w:rPr>
        <w:t>, Osaka</w:t>
      </w:r>
      <w:r w:rsidR="0012658A" w:rsidRPr="0012658A">
        <w:rPr>
          <w:rFonts w:ascii="Times New Roman" w:hAnsi="Times New Roman" w:cs="Times New Roman"/>
          <w:sz w:val="24"/>
          <w:szCs w:val="24"/>
        </w:rPr>
        <w:t xml:space="preserve">, Japan). This is </w:t>
      </w:r>
      <w:r w:rsidR="0012658A" w:rsidRPr="0012658A">
        <w:rPr>
          <w:rFonts w:ascii="Times New Roman" w:eastAsia="Times New Roman" w:hAnsi="Times New Roman" w:cs="Times New Roman"/>
          <w:sz w:val="24"/>
          <w:szCs w:val="24"/>
        </w:rPr>
        <w:t>a large intellectual entertainment space where people are connected and where the future is conceived.</w:t>
      </w:r>
      <w:r w:rsidRPr="0012658A">
        <w:rPr>
          <w:rFonts w:ascii="Times New Roman" w:hAnsi="Times New Roman" w:cs="Times New Roman"/>
          <w:sz w:val="24"/>
          <w:szCs w:val="24"/>
        </w:rPr>
        <w:t xml:space="preserve"> </w:t>
      </w:r>
      <w:r w:rsidR="0012658A">
        <w:rPr>
          <w:rFonts w:ascii="Times New Roman" w:hAnsi="Times New Roman" w:cs="Times New Roman"/>
          <w:sz w:val="24"/>
          <w:szCs w:val="24"/>
        </w:rPr>
        <w:t xml:space="preserve">Demonstrating in this space allowed us to obtain </w:t>
      </w:r>
      <w:r w:rsidRPr="0012658A">
        <w:rPr>
          <w:rFonts w:ascii="Times New Roman" w:hAnsi="Times New Roman" w:cs="Times New Roman"/>
          <w:sz w:val="24"/>
          <w:szCs w:val="24"/>
        </w:rPr>
        <w:t>initial feedback from users</w:t>
      </w:r>
      <w:r w:rsidR="0012658A">
        <w:rPr>
          <w:rFonts w:ascii="Times New Roman" w:hAnsi="Times New Roman" w:cs="Times New Roman"/>
          <w:sz w:val="24"/>
          <w:szCs w:val="24"/>
        </w:rPr>
        <w:t xml:space="preserve"> on the functionality of the application</w:t>
      </w:r>
      <w:r w:rsidRPr="0012658A">
        <w:rPr>
          <w:rFonts w:ascii="Times New Roman" w:hAnsi="Times New Roman" w:cs="Times New Roman"/>
          <w:sz w:val="24"/>
          <w:szCs w:val="24"/>
        </w:rPr>
        <w:t>.</w:t>
      </w:r>
      <w:r w:rsidR="0012658A">
        <w:rPr>
          <w:rFonts w:ascii="Times New Roman" w:hAnsi="Times New Roman" w:cs="Times New Roman"/>
          <w:sz w:val="24"/>
          <w:szCs w:val="24"/>
        </w:rPr>
        <w:t xml:space="preserve"> Based on this feedback, the application is undergoing minor adjustments and will be deployed at JFG in </w:t>
      </w:r>
      <w:proofErr w:type="gramStart"/>
      <w:r w:rsidR="0012658A">
        <w:rPr>
          <w:rFonts w:ascii="Times New Roman" w:hAnsi="Times New Roman" w:cs="Times New Roman"/>
          <w:sz w:val="24"/>
          <w:szCs w:val="24"/>
        </w:rPr>
        <w:t>Fall</w:t>
      </w:r>
      <w:proofErr w:type="gramEnd"/>
      <w:r w:rsidR="0012658A">
        <w:rPr>
          <w:rFonts w:ascii="Times New Roman" w:hAnsi="Times New Roman" w:cs="Times New Roman"/>
          <w:sz w:val="24"/>
          <w:szCs w:val="24"/>
        </w:rPr>
        <w:t xml:space="preserve"> 2013.</w:t>
      </w:r>
      <w:r w:rsidR="00467E1D" w:rsidRPr="0012658A">
        <w:rPr>
          <w:rFonts w:ascii="Times New Roman" w:hAnsi="Times New Roman" w:cs="Times New Roman"/>
          <w:sz w:val="24"/>
          <w:szCs w:val="24"/>
        </w:rPr>
        <w:t xml:space="preserve"> </w:t>
      </w:r>
      <w:r w:rsidR="00CA3F80" w:rsidRPr="0012658A">
        <w:rPr>
          <w:rFonts w:ascii="Times New Roman" w:hAnsi="Times New Roman" w:cs="Times New Roman"/>
          <w:sz w:val="24"/>
          <w:szCs w:val="24"/>
        </w:rPr>
        <w:t xml:space="preserve">The </w:t>
      </w:r>
      <w:r w:rsidR="0012658A">
        <w:rPr>
          <w:rFonts w:ascii="Times New Roman" w:hAnsi="Times New Roman" w:cs="Times New Roman"/>
          <w:sz w:val="24"/>
          <w:szCs w:val="24"/>
        </w:rPr>
        <w:t>public launch will also include</w:t>
      </w:r>
      <w:r w:rsidR="00CA3F80" w:rsidRPr="0012658A">
        <w:rPr>
          <w:rFonts w:ascii="Times New Roman" w:hAnsi="Times New Roman" w:cs="Times New Roman"/>
          <w:sz w:val="24"/>
          <w:szCs w:val="24"/>
        </w:rPr>
        <w:t xml:space="preserve"> a new solar powered </w:t>
      </w:r>
      <w:proofErr w:type="spellStart"/>
      <w:r w:rsidR="00E471DF">
        <w:rPr>
          <w:rFonts w:ascii="Times New Roman" w:hAnsi="Times New Roman" w:cs="Times New Roman"/>
          <w:sz w:val="24"/>
          <w:szCs w:val="24"/>
        </w:rPr>
        <w:t>prorotype</w:t>
      </w:r>
      <w:proofErr w:type="spellEnd"/>
      <w:r w:rsidR="00E471DF">
        <w:rPr>
          <w:rFonts w:ascii="Times New Roman" w:hAnsi="Times New Roman" w:cs="Times New Roman"/>
          <w:sz w:val="24"/>
          <w:szCs w:val="24"/>
        </w:rPr>
        <w:t xml:space="preserve"> </w:t>
      </w:r>
      <w:r w:rsidR="00CA3F80" w:rsidRPr="0012658A">
        <w:rPr>
          <w:rFonts w:ascii="Times New Roman" w:hAnsi="Times New Roman" w:cs="Times New Roman"/>
          <w:sz w:val="24"/>
          <w:szCs w:val="24"/>
        </w:rPr>
        <w:t xml:space="preserve">version of the Place-Sticker </w:t>
      </w:r>
      <w:r w:rsidR="0012658A">
        <w:rPr>
          <w:rFonts w:ascii="Times New Roman" w:hAnsi="Times New Roman" w:cs="Times New Roman"/>
          <w:sz w:val="24"/>
          <w:szCs w:val="24"/>
        </w:rPr>
        <w:t>device</w:t>
      </w:r>
      <w:r w:rsidR="00CA3F80" w:rsidRPr="0012658A">
        <w:rPr>
          <w:rFonts w:ascii="Times New Roman" w:hAnsi="Times New Roman" w:cs="Times New Roman"/>
          <w:sz w:val="24"/>
          <w:szCs w:val="24"/>
        </w:rPr>
        <w:t xml:space="preserve">. </w:t>
      </w:r>
      <w:r w:rsidR="00467E1D" w:rsidRPr="0012658A">
        <w:rPr>
          <w:rFonts w:ascii="Times New Roman" w:hAnsi="Times New Roman" w:cs="Times New Roman"/>
          <w:sz w:val="24"/>
          <w:szCs w:val="24"/>
        </w:rPr>
        <w:t>This project w</w:t>
      </w:r>
      <w:r w:rsidR="0012658A">
        <w:rPr>
          <w:rFonts w:ascii="Times New Roman" w:hAnsi="Times New Roman" w:cs="Times New Roman"/>
          <w:sz w:val="24"/>
          <w:szCs w:val="24"/>
        </w:rPr>
        <w:t>ill</w:t>
      </w:r>
      <w:r w:rsidR="00467E1D" w:rsidRPr="0012658A">
        <w:rPr>
          <w:rFonts w:ascii="Times New Roman" w:hAnsi="Times New Roman" w:cs="Times New Roman"/>
          <w:sz w:val="24"/>
          <w:szCs w:val="24"/>
        </w:rPr>
        <w:t xml:space="preserve"> </w:t>
      </w:r>
      <w:r w:rsidR="0012658A">
        <w:rPr>
          <w:rFonts w:ascii="Times New Roman" w:hAnsi="Times New Roman" w:cs="Times New Roman"/>
          <w:sz w:val="24"/>
          <w:szCs w:val="24"/>
        </w:rPr>
        <w:t xml:space="preserve">be </w:t>
      </w:r>
      <w:r w:rsidR="00467E1D" w:rsidRPr="0012658A">
        <w:rPr>
          <w:rFonts w:ascii="Times New Roman" w:hAnsi="Times New Roman" w:cs="Times New Roman"/>
          <w:sz w:val="24"/>
          <w:szCs w:val="24"/>
        </w:rPr>
        <w:t>the first successful development</w:t>
      </w:r>
      <w:r w:rsidR="00467E1D" w:rsidRPr="00A37DF4">
        <w:rPr>
          <w:rFonts w:ascii="Times New Roman" w:hAnsi="Times New Roman" w:cs="Times New Roman"/>
          <w:sz w:val="24"/>
          <w:szCs w:val="24"/>
        </w:rPr>
        <w:t xml:space="preserve"> and deployment of this type of technology in an outdoor environment.</w:t>
      </w:r>
    </w:p>
    <w:p w14:paraId="22311D03" w14:textId="77777777" w:rsidR="007B7B0B" w:rsidRDefault="007B7B0B" w:rsidP="001D09CD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3D1118FA" w14:textId="34D7C864" w:rsidR="007B7B0B" w:rsidRPr="007B7B0B" w:rsidRDefault="007B7B0B" w:rsidP="00867E60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7B7B0B">
        <w:rPr>
          <w:rFonts w:ascii="Times New Roman" w:hAnsi="Times New Roman" w:cs="Times New Roman"/>
          <w:i/>
          <w:sz w:val="24"/>
          <w:szCs w:val="24"/>
        </w:rPr>
        <w:t>Participants</w:t>
      </w:r>
      <w:r w:rsidR="00114EA2">
        <w:rPr>
          <w:rFonts w:ascii="Times New Roman" w:hAnsi="Times New Roman" w:cs="Times New Roman"/>
          <w:i/>
          <w:sz w:val="24"/>
          <w:szCs w:val="24"/>
        </w:rPr>
        <w:t xml:space="preserve">: </w:t>
      </w:r>
      <w:r w:rsidRPr="007B7B0B">
        <w:rPr>
          <w:rFonts w:ascii="Times New Roman" w:hAnsi="Times New Roman" w:cs="Times New Roman"/>
          <w:i/>
          <w:sz w:val="24"/>
          <w:szCs w:val="24"/>
        </w:rPr>
        <w:t>PRIME 2013 Student: Jesus Rios</w:t>
      </w:r>
      <w:r w:rsidR="00114EA2">
        <w:rPr>
          <w:rFonts w:ascii="Times New Roman" w:hAnsi="Times New Roman" w:cs="Times New Roman"/>
          <w:i/>
          <w:sz w:val="24"/>
          <w:szCs w:val="24"/>
        </w:rPr>
        <w:t xml:space="preserve">; </w:t>
      </w:r>
      <w:r w:rsidRPr="007B7B0B">
        <w:rPr>
          <w:rFonts w:ascii="Times New Roman" w:hAnsi="Times New Roman" w:cs="Times New Roman"/>
          <w:i/>
          <w:sz w:val="24"/>
          <w:szCs w:val="24"/>
        </w:rPr>
        <w:t>NICT: Shinji Shimojo</w:t>
      </w:r>
      <w:r w:rsidR="00114EA2">
        <w:rPr>
          <w:rFonts w:ascii="Times New Roman" w:hAnsi="Times New Roman" w:cs="Times New Roman"/>
          <w:i/>
          <w:sz w:val="24"/>
          <w:szCs w:val="24"/>
        </w:rPr>
        <w:t xml:space="preserve">; </w:t>
      </w:r>
      <w:r w:rsidRPr="007B7B0B">
        <w:rPr>
          <w:rFonts w:ascii="Times New Roman" w:hAnsi="Times New Roman" w:cs="Times New Roman"/>
          <w:i/>
          <w:sz w:val="24"/>
          <w:szCs w:val="24"/>
        </w:rPr>
        <w:t>BPOC: Vivian Kung</w:t>
      </w:r>
      <w:r w:rsidR="003E3F5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7B7B0B">
        <w:rPr>
          <w:rFonts w:ascii="Times New Roman" w:hAnsi="Times New Roman" w:cs="Times New Roman"/>
          <w:i/>
          <w:sz w:val="24"/>
          <w:szCs w:val="24"/>
        </w:rPr>
        <w:t>Haga, Wesley Hsu (PRIME 2011)</w:t>
      </w:r>
      <w:r w:rsidR="00114EA2">
        <w:rPr>
          <w:rFonts w:ascii="Times New Roman" w:hAnsi="Times New Roman" w:cs="Times New Roman"/>
          <w:i/>
          <w:sz w:val="24"/>
          <w:szCs w:val="24"/>
        </w:rPr>
        <w:t xml:space="preserve">; </w:t>
      </w:r>
      <w:r w:rsidR="00867E60" w:rsidRPr="00867E60">
        <w:rPr>
          <w:rFonts w:ascii="Times New Roman" w:hAnsi="Times New Roman" w:cs="Times New Roman"/>
          <w:i/>
          <w:sz w:val="24"/>
          <w:szCs w:val="24"/>
        </w:rPr>
        <w:t>Informatio</w:t>
      </w:r>
      <w:r w:rsidR="00867E60">
        <w:rPr>
          <w:rFonts w:ascii="Times New Roman" w:hAnsi="Times New Roman" w:cs="Times New Roman"/>
          <w:i/>
          <w:sz w:val="24"/>
          <w:szCs w:val="24"/>
        </w:rPr>
        <w:t>n Services International-</w:t>
      </w:r>
      <w:proofErr w:type="spellStart"/>
      <w:r w:rsidR="00867E60">
        <w:rPr>
          <w:rFonts w:ascii="Times New Roman" w:hAnsi="Times New Roman" w:cs="Times New Roman"/>
          <w:i/>
          <w:sz w:val="24"/>
          <w:szCs w:val="24"/>
        </w:rPr>
        <w:t>Dentsu</w:t>
      </w:r>
      <w:proofErr w:type="spellEnd"/>
      <w:r w:rsidR="00867E60">
        <w:rPr>
          <w:rFonts w:ascii="Times New Roman" w:hAnsi="Times New Roman" w:cs="Times New Roman"/>
          <w:i/>
          <w:sz w:val="24"/>
          <w:szCs w:val="24"/>
        </w:rPr>
        <w:t xml:space="preserve"> (ISID): </w:t>
      </w:r>
      <w:r w:rsidR="00867E60" w:rsidRPr="00867E60">
        <w:rPr>
          <w:rFonts w:ascii="Times New Roman" w:hAnsi="Times New Roman" w:cs="Times New Roman"/>
          <w:i/>
          <w:sz w:val="24"/>
          <w:szCs w:val="24"/>
        </w:rPr>
        <w:t>Kazuhiro Toda</w:t>
      </w:r>
      <w:r w:rsidR="00867E60">
        <w:rPr>
          <w:rFonts w:ascii="Times New Roman" w:hAnsi="Times New Roman" w:cs="Times New Roman"/>
          <w:i/>
          <w:sz w:val="24"/>
          <w:szCs w:val="24"/>
        </w:rPr>
        <w:t xml:space="preserve">; </w:t>
      </w:r>
      <w:proofErr w:type="spellStart"/>
      <w:r w:rsidR="00867E60">
        <w:rPr>
          <w:rFonts w:ascii="Times New Roman" w:hAnsi="Times New Roman" w:cs="Times New Roman"/>
          <w:i/>
          <w:sz w:val="24"/>
          <w:szCs w:val="24"/>
        </w:rPr>
        <w:t>Ritsumeikan</w:t>
      </w:r>
      <w:proofErr w:type="spellEnd"/>
      <w:r w:rsidR="00867E6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867E60" w:rsidRPr="00867E60">
        <w:rPr>
          <w:rFonts w:ascii="Times New Roman" w:hAnsi="Times New Roman" w:cs="Times New Roman"/>
          <w:i/>
          <w:sz w:val="24"/>
          <w:szCs w:val="24"/>
        </w:rPr>
        <w:t>University</w:t>
      </w:r>
      <w:r w:rsidR="00867E60">
        <w:rPr>
          <w:rFonts w:ascii="Times New Roman" w:hAnsi="Times New Roman" w:cs="Times New Roman"/>
          <w:i/>
          <w:sz w:val="24"/>
          <w:szCs w:val="24"/>
        </w:rPr>
        <w:t xml:space="preserve">: </w:t>
      </w:r>
      <w:r w:rsidR="00867E60" w:rsidRPr="00867E60">
        <w:rPr>
          <w:rFonts w:ascii="Times New Roman" w:hAnsi="Times New Roman" w:cs="Times New Roman"/>
          <w:i/>
          <w:sz w:val="24"/>
          <w:szCs w:val="24"/>
        </w:rPr>
        <w:t xml:space="preserve">Nobuhiko </w:t>
      </w:r>
      <w:proofErr w:type="spellStart"/>
      <w:r w:rsidR="00867E60" w:rsidRPr="00867E60">
        <w:rPr>
          <w:rFonts w:ascii="Times New Roman" w:hAnsi="Times New Roman" w:cs="Times New Roman"/>
          <w:i/>
          <w:sz w:val="24"/>
          <w:szCs w:val="24"/>
        </w:rPr>
        <w:t>Nishio</w:t>
      </w:r>
      <w:proofErr w:type="spellEnd"/>
      <w:r w:rsidR="00867E60">
        <w:rPr>
          <w:rFonts w:ascii="Times New Roman" w:hAnsi="Times New Roman" w:cs="Times New Roman"/>
          <w:i/>
          <w:sz w:val="24"/>
          <w:szCs w:val="24"/>
        </w:rPr>
        <w:t xml:space="preserve">; </w:t>
      </w:r>
      <w:r w:rsidRPr="007B7B0B">
        <w:rPr>
          <w:rFonts w:ascii="Times New Roman" w:hAnsi="Times New Roman" w:cs="Times New Roman"/>
          <w:i/>
          <w:sz w:val="24"/>
          <w:szCs w:val="24"/>
        </w:rPr>
        <w:t>UCSD: Jason H. Haga</w:t>
      </w:r>
    </w:p>
    <w:p w14:paraId="53F7F088" w14:textId="77777777" w:rsidR="007B7B0B" w:rsidRDefault="007B7B0B" w:rsidP="001D09CD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</w:p>
    <w:p w14:paraId="69D376B5" w14:textId="77777777" w:rsidR="00F80391" w:rsidRDefault="00F80391" w:rsidP="001D09CD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bookmarkStart w:id="0" w:name="_GoBack"/>
      <w:bookmarkEnd w:id="0"/>
    </w:p>
    <w:p w14:paraId="707DEDC5" w14:textId="77777777" w:rsidR="00F80391" w:rsidRDefault="00D52EDB" w:rsidP="001D09CD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ins w:id="1" w:author="下條 真司" w:date="2013-09-22T18:56:00Z">
        <w:r w:rsidRPr="00867E60">
          <w:rPr>
            <w:rFonts w:ascii="Times New Roman" w:hAnsi="Times New Roman" w:cs="Times New Roman"/>
            <w:i/>
            <w:noProof/>
            <w:sz w:val="24"/>
            <w:szCs w:val="24"/>
            <w:lang w:eastAsia="zh-CN"/>
          </w:rPr>
          <w:lastRenderedPageBreak/>
          <w:drawing>
            <wp:inline distT="0" distB="0" distL="0" distR="0" wp14:anchorId="64A07B00" wp14:editId="7B9BAD53">
              <wp:extent cx="5118100" cy="3801533"/>
              <wp:effectExtent l="25400" t="0" r="0" b="0"/>
              <wp:docPr id="5" name="図 1" descr="::JFG-SoundEffects:2013-08-27 12.10.58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::JFG-SoundEffects:2013-08-27 12.10.58.jpg"/>
                      <pic:cNvPicPr>
                        <a:picLocks noChangeAspect="1" noChangeArrowheads="1"/>
                      </pic:cNvPicPr>
                    </pic:nvPicPr>
                    <pic:blipFill>
                      <a:blip r:embed="rId8"/>
                      <a:srcRect t="15283" r="1388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18100" cy="380153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  <w:ins w:id="2" w:author="下條 真司" w:date="2013-09-22T18:57:00Z">
        <w:r w:rsidRPr="00867E60">
          <w:rPr>
            <w:rFonts w:ascii="Times New Roman" w:hAnsi="Times New Roman" w:cs="Times New Roman"/>
            <w:i/>
            <w:noProof/>
            <w:sz w:val="24"/>
            <w:szCs w:val="24"/>
            <w:lang w:eastAsia="zh-CN"/>
          </w:rPr>
          <w:drawing>
            <wp:inline distT="0" distB="0" distL="0" distR="0" wp14:anchorId="1E5552CC" wp14:editId="4A562983">
              <wp:extent cx="4889500" cy="3458633"/>
              <wp:effectExtent l="25400" t="0" r="0" b="0"/>
              <wp:docPr id="6" name="図 2" descr=":::Google ドライブ:prime2013:JFG App Surveys in VisLab:2013-08-27 11.25.25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:::Google ドライブ:prime2013:JFG App Surveys in VisLab:2013-08-27 11.25.25.jpg"/>
                      <pic:cNvPicPr>
                        <a:picLocks noChangeAspect="1" noChangeArrowheads="1"/>
                      </pic:cNvPicPr>
                    </pic:nvPicPr>
                    <pic:blipFill>
                      <a:blip r:embed="rId9"/>
                      <a:srcRect t="22925" r="1773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889500" cy="345863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  <w:ins w:id="3" w:author="下條 真司" w:date="2013-09-22T18:58:00Z">
        <w:r>
          <w:rPr>
            <w:rFonts w:ascii="Times New Roman" w:hAnsi="Times New Roman" w:cs="Times New Roman"/>
            <w:i/>
            <w:sz w:val="24"/>
            <w:szCs w:val="24"/>
          </w:rPr>
          <w:t xml:space="preserve"> </w:t>
        </w:r>
      </w:ins>
      <w:proofErr w:type="gramStart"/>
      <w:r>
        <w:rPr>
          <w:rFonts w:ascii="Times New Roman" w:hAnsi="Times New Roman" w:cs="Times New Roman"/>
          <w:i/>
          <w:sz w:val="24"/>
          <w:szCs w:val="24"/>
        </w:rPr>
        <w:t>Fig.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Demonstration in the Lab.</w:t>
      </w:r>
      <w:proofErr w:type="gramEnd"/>
    </w:p>
    <w:p w14:paraId="2A178D9D" w14:textId="17A4B135" w:rsidR="00F80391" w:rsidRPr="007B7B0B" w:rsidRDefault="00D52EDB" w:rsidP="001D09CD">
      <w:pPr>
        <w:spacing w:after="0" w:line="240" w:lineRule="auto"/>
        <w:rPr>
          <w:rFonts w:ascii="Times New Roman" w:hAnsi="Times New Roman" w:cs="Times New Roman"/>
          <w:i/>
          <w:sz w:val="24"/>
          <w:szCs w:val="24"/>
        </w:rPr>
      </w:pPr>
      <w:ins w:id="4" w:author="下條 真司" w:date="2013-09-22T18:45:00Z">
        <w:r w:rsidRPr="00867E60">
          <w:rPr>
            <w:rFonts w:ascii="Times New Roman" w:hAnsi="Times New Roman" w:cs="Times New Roman"/>
            <w:i/>
            <w:noProof/>
            <w:sz w:val="24"/>
            <w:szCs w:val="24"/>
            <w:lang w:eastAsia="zh-CN"/>
          </w:rPr>
          <w:lastRenderedPageBreak/>
          <w:drawing>
            <wp:inline distT="0" distB="0" distL="0" distR="0" wp14:anchorId="6683526A" wp14:editId="56FDA5D1">
              <wp:extent cx="2247195" cy="4000500"/>
              <wp:effectExtent l="25400" t="0" r="0" b="0"/>
              <wp:docPr id="1" name="図 1" descr=":Screenshot_2013-09-16-16-35-12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:Screenshot_2013-09-16-16-35-12.png"/>
                      <pic:cNvPicPr>
                        <a:picLocks noChangeAspect="1" noChangeArrowheads="1"/>
                      </pic:cNvPicPr>
                    </pic:nvPicPr>
                    <pic:blipFill>
                      <a:blip r:embed="rId10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46662" cy="39995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  <w:ins w:id="5" w:author="下條 真司" w:date="2013-09-22T18:46:00Z">
        <w:r w:rsidRPr="00867E60">
          <w:rPr>
            <w:rFonts w:ascii="Times New Roman" w:hAnsi="Times New Roman" w:cs="Times New Roman"/>
            <w:i/>
            <w:noProof/>
            <w:sz w:val="24"/>
            <w:szCs w:val="24"/>
            <w:lang w:eastAsia="zh-CN"/>
          </w:rPr>
          <w:drawing>
            <wp:inline distT="0" distB="0" distL="0" distR="0" wp14:anchorId="5BCF1FB0" wp14:editId="33FF77D5">
              <wp:extent cx="2247195" cy="4000500"/>
              <wp:effectExtent l="25400" t="0" r="0" b="0"/>
              <wp:docPr id="2" name="図 2" descr=":Screenshot_2013-09-16-16-36-51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:Screenshot_2013-09-16-16-36-51.png"/>
                      <pic:cNvPicPr>
                        <a:picLocks noChangeAspect="1" noChangeArrowheads="1"/>
                      </pic:cNvPicPr>
                    </pic:nvPicPr>
                    <pic:blipFill>
                      <a:blip r:embed="rId11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250324" cy="400607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  <w:ins w:id="6" w:author="下條 真司" w:date="2013-09-22T18:47:00Z">
        <w:r w:rsidRPr="00867E60">
          <w:rPr>
            <w:rFonts w:ascii="Times New Roman" w:hAnsi="Times New Roman" w:cs="Times New Roman"/>
            <w:i/>
            <w:noProof/>
            <w:sz w:val="24"/>
            <w:szCs w:val="24"/>
            <w:lang w:eastAsia="zh-CN"/>
          </w:rPr>
          <w:drawing>
            <wp:inline distT="0" distB="0" distL="0" distR="0" wp14:anchorId="6AA4F87F" wp14:editId="55DE2356">
              <wp:extent cx="2146300" cy="3820886"/>
              <wp:effectExtent l="25400" t="0" r="0" b="0"/>
              <wp:docPr id="4" name="図 4" descr=":Screenshot_2013-09-16-16-36-56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" descr=":Screenshot_2013-09-16-16-36-56.png"/>
                      <pic:cNvPicPr>
                        <a:picLocks noChangeAspect="1" noChangeArrowheads="1"/>
                      </pic:cNvPicPr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149674" cy="382689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  <w:ins w:id="7" w:author="下條 真司" w:date="2013-09-22T18:48:00Z">
        <w:r w:rsidR="00F80391">
          <w:rPr>
            <w:rFonts w:ascii="Times New Roman" w:hAnsi="Times New Roman" w:cs="Times New Roman"/>
            <w:i/>
            <w:sz w:val="24"/>
            <w:szCs w:val="24"/>
          </w:rPr>
          <w:t xml:space="preserve"> </w:t>
        </w:r>
      </w:ins>
      <w:r w:rsidR="003E3F56">
        <w:rPr>
          <w:rFonts w:ascii="Times New Roman" w:hAnsi="Times New Roman" w:cs="Times New Roman"/>
          <w:i/>
          <w:sz w:val="24"/>
          <w:szCs w:val="24"/>
        </w:rPr>
        <w:t>S</w:t>
      </w:r>
      <w:r w:rsidR="00F80391">
        <w:rPr>
          <w:rFonts w:ascii="Times New Roman" w:hAnsi="Times New Roman" w:cs="Times New Roman"/>
          <w:i/>
          <w:sz w:val="24"/>
          <w:szCs w:val="24"/>
        </w:rPr>
        <w:t xml:space="preserve">creenshots from </w:t>
      </w:r>
      <w:r w:rsidR="003E3F56">
        <w:rPr>
          <w:rFonts w:ascii="Times New Roman" w:hAnsi="Times New Roman" w:cs="Times New Roman"/>
          <w:i/>
          <w:sz w:val="24"/>
          <w:szCs w:val="24"/>
        </w:rPr>
        <w:t xml:space="preserve">JFG </w:t>
      </w:r>
      <w:r w:rsidR="00F80391">
        <w:rPr>
          <w:rFonts w:ascii="Times New Roman" w:hAnsi="Times New Roman" w:cs="Times New Roman"/>
          <w:i/>
          <w:sz w:val="24"/>
          <w:szCs w:val="24"/>
        </w:rPr>
        <w:t>android app</w:t>
      </w:r>
      <w:r w:rsidR="003E3F56">
        <w:rPr>
          <w:rFonts w:ascii="Times New Roman" w:hAnsi="Times New Roman" w:cs="Times New Roman"/>
          <w:i/>
          <w:sz w:val="24"/>
          <w:szCs w:val="24"/>
        </w:rPr>
        <w:t>:</w:t>
      </w:r>
      <w:r w:rsidR="00F80391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3E3F56">
        <w:rPr>
          <w:rFonts w:ascii="Times New Roman" w:hAnsi="Times New Roman" w:cs="Times New Roman"/>
          <w:i/>
          <w:sz w:val="24"/>
          <w:szCs w:val="24"/>
        </w:rPr>
        <w:t>main page</w:t>
      </w:r>
      <w:r w:rsidR="00F80391">
        <w:rPr>
          <w:rFonts w:ascii="Times New Roman" w:hAnsi="Times New Roman" w:cs="Times New Roman"/>
          <w:i/>
          <w:sz w:val="24"/>
          <w:szCs w:val="24"/>
        </w:rPr>
        <w:t xml:space="preserve">, </w:t>
      </w:r>
      <w:r w:rsidR="003E3F56">
        <w:rPr>
          <w:rFonts w:ascii="Times New Roman" w:hAnsi="Times New Roman" w:cs="Times New Roman"/>
          <w:i/>
          <w:sz w:val="24"/>
          <w:szCs w:val="24"/>
        </w:rPr>
        <w:t xml:space="preserve">solved </w:t>
      </w:r>
      <w:r w:rsidR="00F80391">
        <w:rPr>
          <w:rFonts w:ascii="Times New Roman" w:hAnsi="Times New Roman" w:cs="Times New Roman"/>
          <w:i/>
          <w:sz w:val="24"/>
          <w:szCs w:val="24"/>
        </w:rPr>
        <w:t>winding pathway</w:t>
      </w:r>
      <w:r w:rsidR="003E3F56">
        <w:rPr>
          <w:rFonts w:ascii="Times New Roman" w:hAnsi="Times New Roman" w:cs="Times New Roman"/>
          <w:i/>
          <w:sz w:val="24"/>
          <w:szCs w:val="24"/>
        </w:rPr>
        <w:t xml:space="preserve"> screen</w:t>
      </w:r>
      <w:r w:rsidR="00F80391">
        <w:rPr>
          <w:rFonts w:ascii="Times New Roman" w:hAnsi="Times New Roman" w:cs="Times New Roman"/>
          <w:i/>
          <w:sz w:val="24"/>
          <w:szCs w:val="24"/>
        </w:rPr>
        <w:t>, and detailed information</w:t>
      </w:r>
      <w:r w:rsidR="003E3F56">
        <w:rPr>
          <w:rFonts w:ascii="Times New Roman" w:hAnsi="Times New Roman" w:cs="Times New Roman"/>
          <w:i/>
          <w:sz w:val="24"/>
          <w:szCs w:val="24"/>
        </w:rPr>
        <w:t xml:space="preserve"> screen</w:t>
      </w:r>
      <w:r w:rsidR="00F80391">
        <w:rPr>
          <w:rFonts w:ascii="Times New Roman" w:hAnsi="Times New Roman" w:cs="Times New Roman"/>
          <w:i/>
          <w:sz w:val="24"/>
          <w:szCs w:val="24"/>
        </w:rPr>
        <w:t>.</w:t>
      </w:r>
    </w:p>
    <w:sectPr w:rsidR="00F80391" w:rsidRPr="007B7B0B" w:rsidSect="00866A54">
      <w:footerReference w:type="default" r:id="rId13"/>
      <w:headerReference w:type="first" r:id="rId1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1CB55A" w14:textId="77777777" w:rsidR="002F4418" w:rsidRDefault="002F4418" w:rsidP="00866A54">
      <w:pPr>
        <w:spacing w:after="0" w:line="240" w:lineRule="auto"/>
      </w:pPr>
      <w:r>
        <w:separator/>
      </w:r>
    </w:p>
  </w:endnote>
  <w:endnote w:type="continuationSeparator" w:id="0">
    <w:p w14:paraId="393832C7" w14:textId="77777777" w:rsidR="002F4418" w:rsidRDefault="002F4418" w:rsidP="00866A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320373" w14:textId="77777777" w:rsidR="00666F60" w:rsidRPr="00866A54" w:rsidRDefault="00666F60">
    <w:pPr>
      <w:pStyle w:val="Footer"/>
      <w:rPr>
        <w:rFonts w:ascii="Palatino Linotype" w:hAnsi="Palatino Linotype"/>
        <w:sz w:val="18"/>
        <w:szCs w:val="18"/>
      </w:rPr>
    </w:pPr>
    <w:r w:rsidRPr="00866A54">
      <w:rPr>
        <w:rFonts w:ascii="Palatino Linotype" w:hAnsi="Palatino Linotype"/>
        <w:sz w:val="18"/>
        <w:szCs w:val="18"/>
      </w:rPr>
      <w:t>Japanese Friendship Garden, Place Sticker Mobile App Project</w:t>
    </w:r>
    <w:r w:rsidRPr="00866A54">
      <w:rPr>
        <w:rFonts w:ascii="Palatino Linotype" w:hAnsi="Palatino Linotype"/>
        <w:sz w:val="18"/>
        <w:szCs w:val="18"/>
      </w:rPr>
      <w:tab/>
    </w:r>
    <w:r>
      <w:fldChar w:fldCharType="begin"/>
    </w:r>
    <w:r>
      <w:instrText xml:space="preserve"> PAGE   \* MERGEFORMAT </w:instrText>
    </w:r>
    <w:r>
      <w:fldChar w:fldCharType="separate"/>
    </w:r>
    <w:r w:rsidR="00867E60" w:rsidRPr="00867E60">
      <w:rPr>
        <w:rFonts w:ascii="Palatino Linotype" w:hAnsi="Palatino Linotype"/>
        <w:noProof/>
        <w:sz w:val="18"/>
        <w:szCs w:val="18"/>
      </w:rPr>
      <w:t>2</w:t>
    </w:r>
    <w:r>
      <w:rPr>
        <w:rFonts w:ascii="Palatino Linotype" w:hAnsi="Palatino Linotype"/>
        <w:noProof/>
        <w:sz w:val="18"/>
        <w:szCs w:val="18"/>
      </w:rPr>
      <w:fldChar w:fldCharType="end"/>
    </w:r>
  </w:p>
  <w:p w14:paraId="6ABAFADD" w14:textId="77777777" w:rsidR="00666F60" w:rsidRDefault="00666F6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EB5105E" w14:textId="77777777" w:rsidR="002F4418" w:rsidRDefault="002F4418" w:rsidP="00866A54">
      <w:pPr>
        <w:spacing w:after="0" w:line="240" w:lineRule="auto"/>
      </w:pPr>
      <w:r>
        <w:separator/>
      </w:r>
    </w:p>
  </w:footnote>
  <w:footnote w:type="continuationSeparator" w:id="0">
    <w:p w14:paraId="2BA5E7A3" w14:textId="77777777" w:rsidR="002F4418" w:rsidRDefault="002F4418" w:rsidP="00866A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48E517C" w14:textId="69C5404E" w:rsidR="001E7DB9" w:rsidRDefault="001E7DB9">
    <w:pPr>
      <w:pStyle w:val="Header"/>
    </w:pPr>
    <w:proofErr w:type="gramStart"/>
    <w:r>
      <w:t>2.F</w:t>
    </w:r>
    <w:proofErr w:type="gramEnd"/>
    <w:r>
      <w:t>. Japanese Garden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1531"/>
    <w:rsid w:val="00034CD9"/>
    <w:rsid w:val="00075621"/>
    <w:rsid w:val="000D4083"/>
    <w:rsid w:val="00114EA2"/>
    <w:rsid w:val="0012658A"/>
    <w:rsid w:val="00126813"/>
    <w:rsid w:val="001A3DF7"/>
    <w:rsid w:val="001B42A2"/>
    <w:rsid w:val="001D09CD"/>
    <w:rsid w:val="001E7DB9"/>
    <w:rsid w:val="00215500"/>
    <w:rsid w:val="002F4418"/>
    <w:rsid w:val="00382072"/>
    <w:rsid w:val="00384ADB"/>
    <w:rsid w:val="003E3F56"/>
    <w:rsid w:val="003F6E78"/>
    <w:rsid w:val="00415EE4"/>
    <w:rsid w:val="004637E8"/>
    <w:rsid w:val="00467E1D"/>
    <w:rsid w:val="004D1299"/>
    <w:rsid w:val="004F2C5C"/>
    <w:rsid w:val="00501531"/>
    <w:rsid w:val="00593E07"/>
    <w:rsid w:val="005950EA"/>
    <w:rsid w:val="005C4EF5"/>
    <w:rsid w:val="005E0187"/>
    <w:rsid w:val="006075CA"/>
    <w:rsid w:val="00666F60"/>
    <w:rsid w:val="006B63D9"/>
    <w:rsid w:val="0070560A"/>
    <w:rsid w:val="00717283"/>
    <w:rsid w:val="0072693A"/>
    <w:rsid w:val="0077208F"/>
    <w:rsid w:val="007B7B0B"/>
    <w:rsid w:val="007E0C6F"/>
    <w:rsid w:val="0082620A"/>
    <w:rsid w:val="00827A60"/>
    <w:rsid w:val="00866A54"/>
    <w:rsid w:val="00867E60"/>
    <w:rsid w:val="008E35F5"/>
    <w:rsid w:val="00952DAB"/>
    <w:rsid w:val="00992EE3"/>
    <w:rsid w:val="009F1D7D"/>
    <w:rsid w:val="00A357A0"/>
    <w:rsid w:val="00A37DF4"/>
    <w:rsid w:val="00A55B9A"/>
    <w:rsid w:val="00A908BF"/>
    <w:rsid w:val="00A92A20"/>
    <w:rsid w:val="00A93B77"/>
    <w:rsid w:val="00B77C48"/>
    <w:rsid w:val="00BE7FF1"/>
    <w:rsid w:val="00C70C16"/>
    <w:rsid w:val="00CA3F80"/>
    <w:rsid w:val="00D52EDB"/>
    <w:rsid w:val="00E471DF"/>
    <w:rsid w:val="00E91334"/>
    <w:rsid w:val="00EA07C2"/>
    <w:rsid w:val="00F15738"/>
    <w:rsid w:val="00F60461"/>
    <w:rsid w:val="00F80391"/>
    <w:rsid w:val="00FC7334"/>
    <w:rsid w:val="00FF29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A8B0A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6A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A54"/>
  </w:style>
  <w:style w:type="paragraph" w:styleId="Footer">
    <w:name w:val="footer"/>
    <w:basedOn w:val="Normal"/>
    <w:link w:val="FooterChar"/>
    <w:uiPriority w:val="99"/>
    <w:unhideWhenUsed/>
    <w:rsid w:val="00866A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A54"/>
  </w:style>
  <w:style w:type="paragraph" w:styleId="BalloonText">
    <w:name w:val="Balloon Text"/>
    <w:basedOn w:val="Normal"/>
    <w:link w:val="BalloonTextChar"/>
    <w:uiPriority w:val="99"/>
    <w:semiHidden/>
    <w:unhideWhenUsed/>
    <w:rsid w:val="00866A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A5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9F1D7D"/>
    <w:rPr>
      <w:i/>
      <w:iCs/>
    </w:rPr>
  </w:style>
  <w:style w:type="paragraph" w:styleId="NormalWeb">
    <w:name w:val="Normal (Web)"/>
    <w:basedOn w:val="Normal"/>
    <w:uiPriority w:val="99"/>
    <w:unhideWhenUsed/>
    <w:rsid w:val="003F6E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F6E78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6A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A54"/>
  </w:style>
  <w:style w:type="paragraph" w:styleId="Footer">
    <w:name w:val="footer"/>
    <w:basedOn w:val="Normal"/>
    <w:link w:val="FooterChar"/>
    <w:uiPriority w:val="99"/>
    <w:unhideWhenUsed/>
    <w:rsid w:val="00866A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A54"/>
  </w:style>
  <w:style w:type="paragraph" w:styleId="BalloonText">
    <w:name w:val="Balloon Text"/>
    <w:basedOn w:val="Normal"/>
    <w:link w:val="BalloonTextChar"/>
    <w:uiPriority w:val="99"/>
    <w:semiHidden/>
    <w:unhideWhenUsed/>
    <w:rsid w:val="00866A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A54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9F1D7D"/>
    <w:rPr>
      <w:i/>
      <w:iCs/>
    </w:rPr>
  </w:style>
  <w:style w:type="paragraph" w:styleId="NormalWeb">
    <w:name w:val="Normal (Web)"/>
    <w:basedOn w:val="Normal"/>
    <w:uiPriority w:val="99"/>
    <w:unhideWhenUsed/>
    <w:rsid w:val="003F6E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F6E7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45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A37AC5D-DD65-499A-9821-6B426DD81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551</Words>
  <Characters>3143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BPOC</Company>
  <LinksUpToDate>false</LinksUpToDate>
  <CharactersWithSpaces>3687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 Heinemeyer</dc:creator>
  <cp:lastModifiedBy>PeterA2</cp:lastModifiedBy>
  <cp:revision>3</cp:revision>
  <dcterms:created xsi:type="dcterms:W3CDTF">2013-10-10T14:16:00Z</dcterms:created>
  <dcterms:modified xsi:type="dcterms:W3CDTF">2013-10-10T14:23:00Z</dcterms:modified>
</cp:coreProperties>
</file>